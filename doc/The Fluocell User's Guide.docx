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5B778C1C" w:rsidR="001A270D" w:rsidRPr="004537CE" w:rsidRDefault="001A270D" w:rsidP="004537CE">
      <w:pPr>
        <w:rPr>
          <w:rStyle w:val="Emphasis"/>
          <w:rFonts w:eastAsia="SimSun"/>
        </w:rPr>
      </w:pPr>
      <w:r w:rsidRPr="004537CE">
        <w:rPr>
          <w:rStyle w:val="Emphasis"/>
          <w:rFonts w:eastAsia="SimSun"/>
        </w:rPr>
        <w:t xml:space="preserve">Contact </w:t>
      </w:r>
    </w:p>
    <w:p w14:paraId="3A528F79" w14:textId="117C5E77"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930035" w:rsidRDefault="00930035">
      <w:pPr>
        <w:pStyle w:val="ListParagraph"/>
        <w:numPr>
          <w:ilvl w:val="0"/>
          <w:numId w:val="34"/>
        </w:numPr>
        <w:ind w:right="-360"/>
        <w:jc w:val="both"/>
        <w:rPr>
          <w:ins w:id="0" w:author="Lu, Kathy" w:date="2019-08-28T17:51:00Z"/>
          <w:highlight w:val="yellow"/>
          <w:rPrChange w:id="1" w:author="Lu, Kathy" w:date="2019-08-28T17:52:00Z">
            <w:rPr>
              <w:ins w:id="2" w:author="Lu, Kathy" w:date="2019-08-28T17:51:00Z"/>
            </w:rPr>
          </w:rPrChange>
        </w:rPr>
        <w:pPrChange w:id="3" w:author="Lu, Kathy" w:date="2019-08-28T17:52:00Z">
          <w:pPr>
            <w:pStyle w:val="ListParagraph"/>
            <w:numPr>
              <w:numId w:val="34"/>
            </w:numPr>
            <w:spacing w:line="480" w:lineRule="auto"/>
            <w:ind w:left="720" w:right="-360" w:hanging="360"/>
            <w:jc w:val="both"/>
          </w:pPr>
        </w:pPrChange>
      </w:pPr>
      <w:ins w:id="4" w:author="Lu, Kathy" w:date="2019-08-28T17:51:00Z">
        <w:r w:rsidRPr="00930035">
          <w:rPr>
            <w:highlight w:val="yellow"/>
            <w:rPrChange w:id="5" w:author="Lu, Kathy" w:date="2019-08-28T17:52:00Z">
              <w:rPr/>
            </w:rPrChange>
          </w:rPr>
          <w:t xml:space="preserve">The complete workflow </w:t>
        </w:r>
      </w:ins>
      <w:ins w:id="6" w:author="Lu, Kathy" w:date="2019-08-28T17:52:00Z">
        <w:r w:rsidRPr="00930035">
          <w:rPr>
            <w:highlight w:val="yellow"/>
            <w:rPrChange w:id="7" w:author="Lu, Kathy" w:date="2019-08-28T17:52:00Z">
              <w:rPr/>
            </w:rPrChange>
          </w:rPr>
          <w:t xml:space="preserve">of fluocell </w:t>
        </w:r>
      </w:ins>
      <w:ins w:id="8" w:author="Lu, Kathy" w:date="2019-08-28T17:51:00Z">
        <w:r w:rsidRPr="00930035">
          <w:rPr>
            <w:highlight w:val="yellow"/>
            <w:rPrChange w:id="9" w:author="Lu, Kathy" w:date="2019-08-28T17:52:00Z">
              <w:rPr/>
            </w:rPrChange>
          </w:rPr>
          <w:t xml:space="preserve">can be tested by running the test functions </w:t>
        </w:r>
        <w:proofErr w:type="spellStart"/>
        <w:r w:rsidRPr="00930035">
          <w:rPr>
            <w:i/>
            <w:highlight w:val="yellow"/>
            <w:rPrChange w:id="10" w:author="Lu, Kathy" w:date="2019-08-28T17:52:00Z">
              <w:rPr>
                <w:i/>
              </w:rPr>
            </w:rPrChange>
          </w:rPr>
          <w:t>test_fluocell</w:t>
        </w:r>
        <w:proofErr w:type="spellEnd"/>
        <w:r w:rsidRPr="00930035">
          <w:rPr>
            <w:i/>
            <w:highlight w:val="yellow"/>
            <w:rPrChange w:id="11" w:author="Lu, Kathy" w:date="2019-08-28T17:52:00Z">
              <w:rPr>
                <w:i/>
              </w:rPr>
            </w:rPrChange>
          </w:rPr>
          <w:t xml:space="preserve"> </w:t>
        </w:r>
      </w:ins>
      <w:ins w:id="12" w:author="Lu, Kathy" w:date="2019-08-28T17:52:00Z">
        <w:r w:rsidRPr="00930035">
          <w:rPr>
            <w:highlight w:val="yellow"/>
            <w:rPrChange w:id="13" w:author="Lu, Kathy" w:date="2019-08-28T17:52:00Z">
              <w:rPr/>
            </w:rPrChange>
          </w:rPr>
          <w:t xml:space="preserve">with the sample </w:t>
        </w:r>
      </w:ins>
      <w:ins w:id="14" w:author="Lu, Kathy" w:date="2019-08-28T17:51:00Z">
        <w:r w:rsidRPr="00930035">
          <w:rPr>
            <w:highlight w:val="yellow"/>
            <w:rPrChange w:id="15" w:author="Lu, Kathy" w:date="2019-08-28T17:52:00Z">
              <w:rPr/>
            </w:rPrChange>
          </w:rPr>
          <w:t>dataset</w:t>
        </w:r>
        <w:r w:rsidRPr="00930035">
          <w:rPr>
            <w:i/>
            <w:highlight w:val="yellow"/>
            <w:rPrChange w:id="16" w:author="Lu, Kathy" w:date="2019-08-28T17:52:00Z">
              <w:rPr>
                <w:i/>
              </w:rPr>
            </w:rPrChange>
          </w:rPr>
          <w:t>.</w:t>
        </w:r>
        <w:r w:rsidRPr="00930035">
          <w:rPr>
            <w:highlight w:val="yellow"/>
            <w:rPrChange w:id="17" w:author="Lu, Kathy" w:date="2019-08-28T17:52:00Z">
              <w:rPr/>
            </w:rPrChange>
          </w:rPr>
          <w:t xml:space="preserve"> </w:t>
        </w:r>
      </w:ins>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0BE2E2EE" w:rsidR="00E16637" w:rsidRPr="00124087" w:rsidRDefault="00E16637" w:rsidP="00124087">
      <w:pPr>
        <w:pStyle w:val="Heading1"/>
      </w:pPr>
      <w:r w:rsidRPr="00124087">
        <w:t>Visualize the ECFP/FRET Ratio Images</w:t>
      </w:r>
    </w:p>
    <w:p w14:paraId="15C1E3C7" w14:textId="7FB46E2B"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w:t>
      </w:r>
      <w:proofErr w:type="spellStart"/>
      <w:r w:rsidR="00D50B7A">
        <w:t>pax</w:t>
      </w:r>
      <w:proofErr w:type="spellEnd"/>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w:t>
      </w:r>
      <w:proofErr w:type="spellStart"/>
      <w:r w:rsidR="00453666">
        <w:t>pax</w:t>
      </w:r>
      <w:proofErr w:type="spellEnd"/>
      <w:r w:rsidR="00453666">
        <w:t>','</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4679066" w:rsidR="00895578" w:rsidRDefault="000821D8" w:rsidP="000821D8">
      <w:pPr>
        <w:numPr>
          <w:ilvl w:val="0"/>
          <w:numId w:val="9"/>
        </w:numPr>
        <w:jc w:val="both"/>
      </w:pPr>
      <w:r>
        <w:t xml:space="preserve">&gt;&gt; </w:t>
      </w:r>
      <w:proofErr w:type="spellStart"/>
      <w:r>
        <w:t>test_fluocell</w:t>
      </w:r>
      <w:r w:rsidR="00895578">
        <w:t>Different</w:t>
      </w:r>
      <w:proofErr w:type="spellEnd"/>
      <w:r w:rsidR="00895578">
        <w:t xml:space="preserve">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proofErr w:type="gramStart"/>
      <w:r w:rsidR="00DD026E">
        <w:rPr>
          <w:i/>
          <w:u w:val="single"/>
        </w:rPr>
        <w:t>metamorph</w:t>
      </w:r>
      <w:proofErr w:type="spellEnd"/>
      <w:r w:rsidR="00DD026E">
        <w:rPr>
          <w:i/>
          <w:u w:val="single"/>
        </w:rPr>
        <w:t>.</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68238DC9" w:rsidR="005A3A9F" w:rsidRDefault="00D6297F" w:rsidP="00D6297F">
      <w:pPr>
        <w:rPr>
          <w:ins w:id="18" w:author="Lu, Kathy" w:date="2019-08-28T18:55:00Z"/>
        </w:rPr>
      </w:pPr>
      <w:r>
        <w:t xml:space="preserve">Download and install </w:t>
      </w:r>
      <w:r w:rsidR="004F6D1F">
        <w:t>F</w:t>
      </w:r>
      <w:r>
        <w:t xml:space="preserve">luocell either in the folder C:/Program Files/ or a local user folder. </w:t>
      </w:r>
    </w:p>
    <w:p w14:paraId="578E021E" w14:textId="77777777" w:rsidR="005A3A9F" w:rsidRDefault="005A3A9F" w:rsidP="00D6297F">
      <w:pPr>
        <w:rPr>
          <w:ins w:id="19" w:author="Lu, Kathy" w:date="2019-08-28T18:55:00Z"/>
        </w:rPr>
      </w:pPr>
    </w:p>
    <w:p w14:paraId="225C4A4F" w14:textId="668C684E" w:rsidR="00173AAD" w:rsidRPr="00F02874" w:rsidRDefault="00173AAD" w:rsidP="00D6297F">
      <w:pPr>
        <w:rPr>
          <w:ins w:id="20" w:author="Lu, Kathy" w:date="2019-08-28T17:54:00Z"/>
          <w:highlight w:val="yellow"/>
          <w:rPrChange w:id="21" w:author="Lu, Kathy" w:date="2019-08-28T19:04:00Z">
            <w:rPr>
              <w:ins w:id="22" w:author="Lu, Kathy" w:date="2019-08-28T17:54:00Z"/>
            </w:rPr>
          </w:rPrChange>
        </w:rPr>
      </w:pPr>
      <w:ins w:id="23" w:author="Lu, Kathy" w:date="2019-08-28T17:54:00Z">
        <w:r w:rsidRPr="00F02874">
          <w:rPr>
            <w:highlight w:val="yellow"/>
            <w:rPrChange w:id="24" w:author="Lu, Kathy" w:date="2019-08-28T19:04:00Z">
              <w:rPr/>
            </w:rPrChange>
          </w:rPr>
          <w:t>Installation check list</w:t>
        </w:r>
      </w:ins>
      <w:ins w:id="25" w:author="Lu, Kathy" w:date="2019-08-28T18:57:00Z">
        <w:r w:rsidR="005A3A9F" w:rsidRPr="00F02874">
          <w:rPr>
            <w:highlight w:val="yellow"/>
            <w:rPrChange w:id="26" w:author="Lu, Kathy" w:date="2019-08-28T19:04:00Z">
              <w:rPr/>
            </w:rPrChange>
          </w:rPr>
          <w:t xml:space="preserve"> (3 steps)</w:t>
        </w:r>
      </w:ins>
      <w:ins w:id="27" w:author="Lu, Kathy" w:date="2019-08-28T18:55:00Z">
        <w:r w:rsidR="005A3A9F" w:rsidRPr="00F02874">
          <w:rPr>
            <w:highlight w:val="yellow"/>
            <w:rPrChange w:id="28" w:author="Lu, Kathy" w:date="2019-08-28T19:04:00Z">
              <w:rPr/>
            </w:rPrChange>
          </w:rPr>
          <w:t>:</w:t>
        </w:r>
      </w:ins>
    </w:p>
    <w:p w14:paraId="22953A57" w14:textId="77777777" w:rsidR="00062C1B" w:rsidRPr="005A1D05" w:rsidRDefault="00062C1B" w:rsidP="00062C1B">
      <w:pPr>
        <w:pStyle w:val="ListParagraph"/>
        <w:numPr>
          <w:ilvl w:val="0"/>
          <w:numId w:val="35"/>
        </w:numPr>
        <w:rPr>
          <w:ins w:id="29" w:author="Lu, Kathy [2]" w:date="2019-08-29T17:49:00Z"/>
          <w:highlight w:val="yellow"/>
        </w:rPr>
      </w:pPr>
      <w:ins w:id="30" w:author="Lu, Kathy [2]" w:date="2019-08-29T17:49:00Z">
        <w:r w:rsidRPr="00F02874">
          <w:rPr>
            <w:highlight w:val="yellow"/>
          </w:rPr>
          <w:t xml:space="preserve">Connect MATLAB with Fluocell installation. In MATLAB, add Fluocell programs to the searching path by clicking Set Path </w:t>
        </w:r>
        <w:r w:rsidRPr="00F02874">
          <w:rPr>
            <w:highlight w:val="yellow"/>
          </w:rPr>
          <w:sym w:font="Wingdings" w:char="F0E0"/>
        </w:r>
        <w:r w:rsidRPr="00F02874">
          <w:rPr>
            <w:highlight w:val="yellow"/>
          </w:rPr>
          <w:t xml:space="preserve"> Add with Subfolder </w:t>
        </w:r>
        <w:r w:rsidRPr="00F02874">
          <w:rPr>
            <w:highlight w:val="yellow"/>
          </w:rPr>
          <w:sym w:font="Wingdings" w:char="F0E0"/>
        </w:r>
        <w:r w:rsidRPr="00F02874">
          <w:rPr>
            <w:highlight w:val="yellow"/>
          </w:rPr>
          <w:t xml:space="preserve"> double click the files to add </w:t>
        </w:r>
        <w:r w:rsidRPr="00F02874">
          <w:rPr>
            <w:highlight w:val="yellow"/>
          </w:rPr>
          <w:sym w:font="Wingdings" w:char="F0E0"/>
        </w:r>
        <w:r w:rsidRPr="00F02874">
          <w:rPr>
            <w:highlight w:val="yellow"/>
          </w:rPr>
          <w:t xml:space="preserve"> fluocell/app/ and fluocell/</w:t>
        </w:r>
        <w:proofErr w:type="spellStart"/>
        <w:r w:rsidRPr="00F02874">
          <w:rPr>
            <w:highlight w:val="yellow"/>
          </w:rPr>
          <w:t>src</w:t>
        </w:r>
        <w:proofErr w:type="spellEnd"/>
        <w:r w:rsidRPr="00F02874">
          <w:rPr>
            <w:highlight w:val="yellow"/>
          </w:rPr>
          <w:t xml:space="preserve">/ </w:t>
        </w:r>
        <w:r w:rsidRPr="00F02874">
          <w:rPr>
            <w:highlight w:val="yellow"/>
          </w:rPr>
          <w:sym w:font="Wingdings" w:char="F0E0"/>
        </w:r>
        <w:r w:rsidRPr="00F02874">
          <w:rPr>
            <w:highlight w:val="yellow"/>
          </w:rPr>
          <w:t xml:space="preserve"> </w:t>
        </w:r>
        <w:proofErr w:type="gramStart"/>
        <w:r w:rsidRPr="00F02874">
          <w:rPr>
            <w:highlight w:val="yellow"/>
          </w:rPr>
          <w:t>Save .</w:t>
        </w:r>
        <w:proofErr w:type="gramEnd"/>
        <w:r w:rsidRPr="00F02874">
          <w:rPr>
            <w:highlight w:val="yellow"/>
          </w:rPr>
          <w:t xml:space="preserve"> The resulting </w:t>
        </w:r>
        <w:proofErr w:type="spellStart"/>
        <w:r w:rsidRPr="00F02874">
          <w:rPr>
            <w:highlight w:val="yellow"/>
          </w:rPr>
          <w:t>pathdef.m</w:t>
        </w:r>
        <w:proofErr w:type="spellEnd"/>
        <w:r w:rsidRPr="00F02874">
          <w:rPr>
            <w:highlight w:val="yellow"/>
          </w:rPr>
          <w:t xml:space="preserve"> file should be saved either to its default location (MATLAB/toolbox/local/) or the same directory as “fluocellJava.jar” (usually in fluocell/</w:t>
        </w:r>
        <w:proofErr w:type="spellStart"/>
        <w:r w:rsidRPr="00F02874">
          <w:rPr>
            <w:highlight w:val="yellow"/>
          </w:rPr>
          <w:t>src</w:t>
        </w:r>
        <w:proofErr w:type="spellEnd"/>
        <w:r w:rsidRPr="00F02874">
          <w:rPr>
            <w:highlight w:val="yellow"/>
          </w:rPr>
          <w:t>/</w:t>
        </w:r>
        <w:proofErr w:type="spellStart"/>
        <w:r w:rsidRPr="00F02874">
          <w:rPr>
            <w:highlight w:val="yellow"/>
          </w:rPr>
          <w:t>gui</w:t>
        </w:r>
        <w:proofErr w:type="spellEnd"/>
        <w:r w:rsidRPr="00F02874">
          <w:rPr>
            <w:highlight w:val="yellow"/>
          </w:rPr>
          <w:t>/java/).</w:t>
        </w:r>
        <w:r w:rsidRPr="005A1D05">
          <w:rPr>
            <w:highlight w:val="yellow"/>
          </w:rPr>
          <w:t xml:space="preserve"> After the searching path is properly added, the unit test function </w:t>
        </w:r>
        <w:proofErr w:type="spellStart"/>
        <w:r w:rsidRPr="005A1D05">
          <w:rPr>
            <w:i/>
            <w:highlight w:val="yellow"/>
          </w:rPr>
          <w:t>test_</w:t>
        </w:r>
        <w:proofErr w:type="gramStart"/>
        <w:r w:rsidRPr="005A1D05">
          <w:rPr>
            <w:i/>
            <w:highlight w:val="yellow"/>
          </w:rPr>
          <w:t>fluocell</w:t>
        </w:r>
        <w:proofErr w:type="spellEnd"/>
        <w:r w:rsidRPr="005A1D05">
          <w:rPr>
            <w:i/>
            <w:highlight w:val="yellow"/>
          </w:rPr>
          <w:t>(</w:t>
        </w:r>
        <w:proofErr w:type="gramEnd"/>
        <w:r w:rsidRPr="005A1D05">
          <w:rPr>
            <w:i/>
            <w:highlight w:val="yellow"/>
          </w:rPr>
          <w:t>)</w:t>
        </w:r>
        <w:r w:rsidRPr="005A1D05">
          <w:rPr>
            <w:highlight w:val="yellow"/>
          </w:rPr>
          <w:t xml:space="preserve"> should run with no problem. </w:t>
        </w:r>
      </w:ins>
    </w:p>
    <w:p w14:paraId="5EC4A6AE" w14:textId="77777777" w:rsidR="00062C1B" w:rsidRDefault="00062C1B" w:rsidP="00062C1B">
      <w:pPr>
        <w:pStyle w:val="ListParagraph"/>
        <w:ind w:left="360"/>
        <w:rPr>
          <w:ins w:id="31" w:author="Lu, Kathy [2]" w:date="2019-08-29T17:49:00Z"/>
          <w:highlight w:val="yellow"/>
        </w:rPr>
        <w:pPrChange w:id="32" w:author="Lu, Kathy [2]" w:date="2019-08-29T17:49:00Z">
          <w:pPr>
            <w:pStyle w:val="ListParagraph"/>
            <w:numPr>
              <w:numId w:val="35"/>
            </w:numPr>
            <w:ind w:left="360" w:hanging="360"/>
          </w:pPr>
        </w:pPrChange>
      </w:pPr>
    </w:p>
    <w:p w14:paraId="340A6DAA" w14:textId="51EBD12E" w:rsidR="00173AAD" w:rsidRPr="00F02874" w:rsidRDefault="00173AAD" w:rsidP="00173AAD">
      <w:pPr>
        <w:pStyle w:val="ListParagraph"/>
        <w:numPr>
          <w:ilvl w:val="0"/>
          <w:numId w:val="35"/>
        </w:numPr>
        <w:rPr>
          <w:ins w:id="33" w:author="Lu, Kathy" w:date="2019-08-28T17:57:00Z"/>
          <w:highlight w:val="yellow"/>
          <w:rPrChange w:id="34" w:author="Lu, Kathy" w:date="2019-08-28T19:04:00Z">
            <w:rPr>
              <w:ins w:id="35" w:author="Lu, Kathy" w:date="2019-08-28T17:57:00Z"/>
            </w:rPr>
          </w:rPrChange>
        </w:rPr>
      </w:pPr>
      <w:ins w:id="36" w:author="Lu, Kathy" w:date="2019-08-28T17:56:00Z">
        <w:r w:rsidRPr="00F02874">
          <w:rPr>
            <w:highlight w:val="yellow"/>
            <w:rPrChange w:id="37" w:author="Lu, Kathy" w:date="2019-08-28T19:04:00Z">
              <w:rPr/>
            </w:rPrChange>
          </w:rPr>
          <w:t>Update Java</w:t>
        </w:r>
      </w:ins>
      <w:ins w:id="38" w:author="Lu, Kathy" w:date="2019-08-28T17:54:00Z">
        <w:r w:rsidRPr="00F02874">
          <w:rPr>
            <w:highlight w:val="yellow"/>
            <w:rPrChange w:id="39" w:author="Lu, Kathy" w:date="2019-08-28T19:04:00Z">
              <w:rPr/>
            </w:rPrChange>
          </w:rPr>
          <w:t xml:space="preserve"> on your computer. </w:t>
        </w:r>
      </w:ins>
      <w:ins w:id="40" w:author="Lu, Kathy" w:date="2019-08-28T17:55:00Z">
        <w:r w:rsidRPr="00F02874">
          <w:rPr>
            <w:highlight w:val="yellow"/>
            <w:rPrChange w:id="41" w:author="Lu, Kathy" w:date="2019-08-28T19:04:00Z">
              <w:rPr/>
            </w:rPrChange>
          </w:rPr>
          <w:t>In the folder fluocell/</w:t>
        </w:r>
        <w:proofErr w:type="spellStart"/>
        <w:r w:rsidRPr="00F02874">
          <w:rPr>
            <w:highlight w:val="yellow"/>
            <w:rPrChange w:id="42" w:author="Lu, Kathy" w:date="2019-08-28T19:04:00Z">
              <w:rPr/>
            </w:rPrChange>
          </w:rPr>
          <w:t>src</w:t>
        </w:r>
        <w:proofErr w:type="spellEnd"/>
        <w:r w:rsidRPr="00F02874">
          <w:rPr>
            <w:highlight w:val="yellow"/>
            <w:rPrChange w:id="43" w:author="Lu, Kathy" w:date="2019-08-28T19:04:00Z">
              <w:rPr/>
            </w:rPrChange>
          </w:rPr>
          <w:t>/</w:t>
        </w:r>
        <w:proofErr w:type="spellStart"/>
        <w:r w:rsidRPr="00F02874">
          <w:rPr>
            <w:highlight w:val="yellow"/>
            <w:rPrChange w:id="44" w:author="Lu, Kathy" w:date="2019-08-28T19:04:00Z">
              <w:rPr/>
            </w:rPrChange>
          </w:rPr>
          <w:t>gui</w:t>
        </w:r>
        <w:proofErr w:type="spellEnd"/>
        <w:r w:rsidRPr="00F02874">
          <w:rPr>
            <w:highlight w:val="yellow"/>
            <w:rPrChange w:id="45" w:author="Lu, Kathy" w:date="2019-08-28T19:04:00Z">
              <w:rPr/>
            </w:rPrChange>
          </w:rPr>
          <w:t>/java</w:t>
        </w:r>
        <w:proofErr w:type="gramStart"/>
        <w:r w:rsidRPr="00F02874">
          <w:rPr>
            <w:highlight w:val="yellow"/>
            <w:rPrChange w:id="46" w:author="Lu, Kathy" w:date="2019-08-28T19:04:00Z">
              <w:rPr/>
            </w:rPrChange>
          </w:rPr>
          <w:t>/</w:t>
        </w:r>
      </w:ins>
      <w:ins w:id="47" w:author="Lu, Kathy" w:date="2019-08-28T18:00:00Z">
        <w:r w:rsidRPr="00F02874">
          <w:rPr>
            <w:highlight w:val="yellow"/>
            <w:rPrChange w:id="48" w:author="Lu, Kathy" w:date="2019-08-28T19:04:00Z">
              <w:rPr/>
            </w:rPrChange>
          </w:rPr>
          <w:t xml:space="preserve"> ,</w:t>
        </w:r>
      </w:ins>
      <w:proofErr w:type="gramEnd"/>
      <w:ins w:id="49" w:author="Lu, Kathy" w:date="2019-08-28T17:55:00Z">
        <w:r w:rsidRPr="00F02874">
          <w:rPr>
            <w:highlight w:val="yellow"/>
            <w:rPrChange w:id="50" w:author="Lu, Kathy" w:date="2019-08-28T19:04:00Z">
              <w:rPr/>
            </w:rPrChange>
          </w:rPr>
          <w:t xml:space="preserve"> double</w:t>
        </w:r>
      </w:ins>
      <w:ins w:id="51" w:author="Lu, Kathy" w:date="2019-08-28T18:00:00Z">
        <w:r w:rsidRPr="00F02874">
          <w:rPr>
            <w:highlight w:val="yellow"/>
            <w:rPrChange w:id="52" w:author="Lu, Kathy" w:date="2019-08-28T19:04:00Z">
              <w:rPr/>
            </w:rPrChange>
          </w:rPr>
          <w:t>-</w:t>
        </w:r>
      </w:ins>
      <w:ins w:id="53" w:author="Lu, Kathy" w:date="2019-08-28T17:55:00Z">
        <w:r w:rsidRPr="00F02874">
          <w:rPr>
            <w:highlight w:val="yellow"/>
            <w:rPrChange w:id="54" w:author="Lu, Kathy" w:date="2019-08-28T19:04:00Z">
              <w:rPr/>
            </w:rPrChange>
          </w:rPr>
          <w:t xml:space="preserve">click </w:t>
        </w:r>
      </w:ins>
      <w:ins w:id="55" w:author="Lu, Kathy" w:date="2019-08-28T18:00:00Z">
        <w:r w:rsidRPr="00F02874">
          <w:rPr>
            <w:highlight w:val="yellow"/>
            <w:rPrChange w:id="56" w:author="Lu, Kathy" w:date="2019-08-28T19:04:00Z">
              <w:rPr/>
            </w:rPrChange>
          </w:rPr>
          <w:t xml:space="preserve">to run </w:t>
        </w:r>
      </w:ins>
      <w:ins w:id="57" w:author="Lu, Kathy" w:date="2019-08-28T17:55:00Z">
        <w:r w:rsidRPr="00F02874">
          <w:rPr>
            <w:highlight w:val="yellow"/>
            <w:rPrChange w:id="58" w:author="Lu, Kathy" w:date="2019-08-28T19:04:00Z">
              <w:rPr/>
            </w:rPrChange>
          </w:rPr>
          <w:t xml:space="preserve">the “fluocellJava.jar” file. If Java is </w:t>
        </w:r>
      </w:ins>
      <w:ins w:id="59" w:author="Lu, Kathy" w:date="2019-08-28T17:56:00Z">
        <w:r w:rsidRPr="00F02874">
          <w:rPr>
            <w:highlight w:val="yellow"/>
            <w:rPrChange w:id="60" w:author="Lu, Kathy" w:date="2019-08-28T19:04:00Z">
              <w:rPr/>
            </w:rPrChange>
          </w:rPr>
          <w:t xml:space="preserve">properly </w:t>
        </w:r>
      </w:ins>
      <w:ins w:id="61" w:author="Lu, Kathy" w:date="2019-08-28T17:55:00Z">
        <w:r w:rsidRPr="00F02874">
          <w:rPr>
            <w:highlight w:val="yellow"/>
            <w:rPrChange w:id="62" w:author="Lu, Kathy" w:date="2019-08-28T19:04:00Z">
              <w:rPr/>
            </w:rPrChange>
          </w:rPr>
          <w:t>updated, the fluocell menu</w:t>
        </w:r>
      </w:ins>
      <w:ins w:id="63" w:author="Lu, Kathy" w:date="2019-08-28T17:56:00Z">
        <w:r w:rsidRPr="00F02874">
          <w:rPr>
            <w:highlight w:val="yellow"/>
            <w:rPrChange w:id="64" w:author="Lu, Kathy" w:date="2019-08-28T19:04:00Z">
              <w:rPr/>
            </w:rPrChange>
          </w:rPr>
          <w:t xml:space="preserve"> (below</w:t>
        </w:r>
      </w:ins>
      <w:ins w:id="65" w:author="Lu, Kathy" w:date="2019-08-28T17:57:00Z">
        <w:r w:rsidRPr="00F02874">
          <w:rPr>
            <w:highlight w:val="yellow"/>
            <w:rPrChange w:id="66" w:author="Lu, Kathy" w:date="2019-08-28T19:04:00Z">
              <w:rPr/>
            </w:rPrChange>
          </w:rPr>
          <w:t>-</w:t>
        </w:r>
      </w:ins>
      <w:ins w:id="67" w:author="Lu, Kathy" w:date="2019-08-28T17:56:00Z">
        <w:r w:rsidRPr="00F02874">
          <w:rPr>
            <w:highlight w:val="yellow"/>
            <w:rPrChange w:id="68" w:author="Lu, Kathy" w:date="2019-08-28T19:04:00Z">
              <w:rPr/>
            </w:rPrChange>
          </w:rPr>
          <w:t>left) should launch.</w:t>
        </w:r>
      </w:ins>
      <w:ins w:id="69" w:author="Lu, Kathy" w:date="2019-08-28T17:57:00Z">
        <w:r w:rsidRPr="00F02874">
          <w:rPr>
            <w:highlight w:val="yellow"/>
            <w:rPrChange w:id="70" w:author="Lu, Kathy" w:date="2019-08-28T19:04:00Z">
              <w:rPr/>
            </w:rPrChange>
          </w:rPr>
          <w:t xml:space="preserve"> </w:t>
        </w:r>
      </w:ins>
    </w:p>
    <w:tbl>
      <w:tblPr>
        <w:tblStyle w:val="TableGrid"/>
        <w:tblW w:w="0" w:type="auto"/>
        <w:tblLook w:val="04A0" w:firstRow="1" w:lastRow="0" w:firstColumn="1" w:lastColumn="0" w:noHBand="0" w:noVBand="1"/>
      </w:tblPr>
      <w:tblGrid>
        <w:gridCol w:w="4154"/>
        <w:gridCol w:w="5196"/>
      </w:tblGrid>
      <w:tr w:rsidR="00173AAD" w14:paraId="4539488A" w14:textId="77777777" w:rsidTr="002436B1">
        <w:trPr>
          <w:ins w:id="71" w:author="Lu, Kathy" w:date="2019-08-28T17:57:00Z"/>
        </w:trPr>
        <w:tc>
          <w:tcPr>
            <w:tcW w:w="4675" w:type="dxa"/>
          </w:tcPr>
          <w:p w14:paraId="6FE15DA9" w14:textId="77777777" w:rsidR="00173AAD" w:rsidRDefault="00173AAD" w:rsidP="002436B1">
            <w:pPr>
              <w:rPr>
                <w:ins w:id="72" w:author="Lu, Kathy" w:date="2019-08-28T17:57:00Z"/>
              </w:rPr>
            </w:pPr>
            <w:ins w:id="73" w:author="Lu, Kathy" w:date="2019-08-28T17:57:00Z">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ins>
          </w:p>
        </w:tc>
        <w:tc>
          <w:tcPr>
            <w:tcW w:w="4675" w:type="dxa"/>
          </w:tcPr>
          <w:p w14:paraId="33D31E2C" w14:textId="77777777" w:rsidR="00173AAD" w:rsidRDefault="00173AAD" w:rsidP="002436B1">
            <w:pPr>
              <w:rPr>
                <w:ins w:id="74" w:author="Lu, Kathy" w:date="2019-08-28T17:57:00Z"/>
              </w:rPr>
            </w:pPr>
            <w:ins w:id="75" w:author="Lu, Kathy" w:date="2019-08-28T17:57:00Z">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ins>
          </w:p>
        </w:tc>
      </w:tr>
    </w:tbl>
    <w:p w14:paraId="6ECFA1F4" w14:textId="77777777" w:rsidR="00173AAD" w:rsidRDefault="00173AAD">
      <w:pPr>
        <w:rPr>
          <w:ins w:id="76" w:author="Lu, Kathy" w:date="2019-08-28T17:56:00Z"/>
        </w:rPr>
        <w:pPrChange w:id="77" w:author="Lu, Kathy" w:date="2019-08-28T17:57:00Z">
          <w:pPr>
            <w:pStyle w:val="ListParagraph"/>
            <w:numPr>
              <w:numId w:val="35"/>
            </w:numPr>
            <w:ind w:left="360" w:hanging="360"/>
          </w:pPr>
        </w:pPrChange>
      </w:pPr>
    </w:p>
    <w:p w14:paraId="16A47BD1" w14:textId="4631CF1F" w:rsidR="00173AAD" w:rsidRPr="00F02874" w:rsidRDefault="00173AAD" w:rsidP="00173AAD">
      <w:pPr>
        <w:pStyle w:val="ListParagraph"/>
        <w:numPr>
          <w:ilvl w:val="0"/>
          <w:numId w:val="35"/>
        </w:numPr>
        <w:jc w:val="both"/>
        <w:rPr>
          <w:ins w:id="78" w:author="Lu, Kathy" w:date="2019-08-28T18:01:00Z"/>
          <w:highlight w:val="yellow"/>
          <w:rPrChange w:id="79" w:author="Lu, Kathy" w:date="2019-08-28T19:04:00Z">
            <w:rPr>
              <w:ins w:id="80" w:author="Lu, Kathy" w:date="2019-08-28T18:01:00Z"/>
            </w:rPr>
          </w:rPrChange>
        </w:rPr>
      </w:pPr>
      <w:ins w:id="81" w:author="Lu, Kathy" w:date="2019-08-28T17:56:00Z">
        <w:r w:rsidRPr="00F02874">
          <w:rPr>
            <w:highlight w:val="yellow"/>
            <w:rPrChange w:id="82" w:author="Lu, Kathy" w:date="2019-08-28T19:04:00Z">
              <w:rPr/>
            </w:rPrChange>
          </w:rPr>
          <w:t xml:space="preserve">Connect </w:t>
        </w:r>
        <w:r w:rsidRPr="00F02874">
          <w:rPr>
            <w:i/>
            <w:highlight w:val="yellow"/>
            <w:rPrChange w:id="83" w:author="Lu, Kathy" w:date="2019-08-28T19:04:00Z">
              <w:rPr/>
            </w:rPrChange>
          </w:rPr>
          <w:t>Fluocell</w:t>
        </w:r>
        <w:r w:rsidRPr="00F02874">
          <w:rPr>
            <w:highlight w:val="yellow"/>
            <w:rPrChange w:id="84" w:author="Lu, Kathy" w:date="2019-08-28T19:04:00Z">
              <w:rPr/>
            </w:rPrChange>
          </w:rPr>
          <w:t xml:space="preserve"> with MATLAB installation. </w:t>
        </w:r>
      </w:ins>
      <w:ins w:id="85" w:author="Lu, Kathy" w:date="2019-08-28T17:58:00Z">
        <w:r w:rsidRPr="00F02874">
          <w:rPr>
            <w:highlight w:val="yellow"/>
            <w:rPrChange w:id="86" w:author="Lu, Kathy" w:date="2019-08-28T19:04:00Z">
              <w:rPr/>
            </w:rPrChange>
          </w:rPr>
          <w:t>(1) In the fluocell/</w:t>
        </w:r>
        <w:proofErr w:type="spellStart"/>
        <w:r w:rsidRPr="00F02874">
          <w:rPr>
            <w:highlight w:val="yellow"/>
            <w:rPrChange w:id="87" w:author="Lu, Kathy" w:date="2019-08-28T19:04:00Z">
              <w:rPr/>
            </w:rPrChange>
          </w:rPr>
          <w:t>src</w:t>
        </w:r>
        <w:proofErr w:type="spellEnd"/>
        <w:r w:rsidRPr="00F02874">
          <w:rPr>
            <w:highlight w:val="yellow"/>
            <w:rPrChange w:id="88" w:author="Lu, Kathy" w:date="2019-08-28T19:04:00Z">
              <w:rPr/>
            </w:rPrChange>
          </w:rPr>
          <w:t>/</w:t>
        </w:r>
        <w:proofErr w:type="spellStart"/>
        <w:r w:rsidRPr="00F02874">
          <w:rPr>
            <w:highlight w:val="yellow"/>
            <w:rPrChange w:id="89" w:author="Lu, Kathy" w:date="2019-08-28T19:04:00Z">
              <w:rPr/>
            </w:rPrChange>
          </w:rPr>
          <w:t>gui</w:t>
        </w:r>
        <w:proofErr w:type="spellEnd"/>
        <w:r w:rsidRPr="00F02874">
          <w:rPr>
            <w:highlight w:val="yellow"/>
            <w:rPrChange w:id="90" w:author="Lu, Kathy" w:date="2019-08-28T19:04:00Z">
              <w:rPr/>
            </w:rPrChange>
          </w:rPr>
          <w:t>/java/ folder, make a copy from “win-</w:t>
        </w:r>
        <w:proofErr w:type="spellStart"/>
        <w:proofErr w:type="gramStart"/>
        <w:r w:rsidRPr="00F02874">
          <w:rPr>
            <w:highlight w:val="yellow"/>
            <w:rPrChange w:id="91" w:author="Lu, Kathy" w:date="2019-08-28T19:04:00Z">
              <w:rPr/>
            </w:rPrChange>
          </w:rPr>
          <w:t>default.property</w:t>
        </w:r>
        <w:proofErr w:type="spellEnd"/>
        <w:proofErr w:type="gramEnd"/>
        <w:r w:rsidRPr="00F02874">
          <w:rPr>
            <w:highlight w:val="yellow"/>
            <w:rPrChange w:id="92" w:author="Lu, Kathy" w:date="2019-08-28T19:04:00Z">
              <w:rPr/>
            </w:rPrChange>
          </w:rPr>
          <w:t>” (“mac-</w:t>
        </w:r>
        <w:proofErr w:type="spellStart"/>
        <w:r w:rsidRPr="00F02874">
          <w:rPr>
            <w:highlight w:val="yellow"/>
            <w:rPrChange w:id="93" w:author="Lu, Kathy" w:date="2019-08-28T19:04:00Z">
              <w:rPr/>
            </w:rPrChange>
          </w:rPr>
          <w:t>default.property</w:t>
        </w:r>
        <w:proofErr w:type="spellEnd"/>
        <w:r w:rsidRPr="00F02874">
          <w:rPr>
            <w:highlight w:val="yellow"/>
            <w:rPrChange w:id="94" w:author="Lu, Kathy" w:date="2019-08-28T19:04:00Z">
              <w:rPr/>
            </w:rPrChange>
          </w:rPr>
          <w:t>” on Mac) to “</w:t>
        </w:r>
        <w:proofErr w:type="spellStart"/>
        <w:r w:rsidRPr="00F02874">
          <w:rPr>
            <w:highlight w:val="yellow"/>
            <w:rPrChange w:id="95" w:author="Lu, Kathy" w:date="2019-08-28T19:04:00Z">
              <w:rPr/>
            </w:rPrChange>
          </w:rPr>
          <w:t>default.property</w:t>
        </w:r>
        <w:proofErr w:type="spellEnd"/>
        <w:r w:rsidRPr="00F02874">
          <w:rPr>
            <w:highlight w:val="yellow"/>
            <w:rPrChange w:id="96" w:author="Lu, Kathy" w:date="2019-08-28T19:04:00Z">
              <w:rPr/>
            </w:rPrChange>
          </w:rPr>
          <w:t>”; (2) Open the “</w:t>
        </w:r>
        <w:proofErr w:type="spellStart"/>
        <w:r w:rsidRPr="00F02874">
          <w:rPr>
            <w:highlight w:val="yellow"/>
            <w:rPrChange w:id="97" w:author="Lu, Kathy" w:date="2019-08-28T19:04:00Z">
              <w:rPr/>
            </w:rPrChange>
          </w:rPr>
          <w:t>default.property</w:t>
        </w:r>
        <w:proofErr w:type="spellEnd"/>
        <w:r w:rsidRPr="00F02874">
          <w:rPr>
            <w:highlight w:val="yellow"/>
            <w:rPrChange w:id="98" w:author="Lu, Kathy" w:date="2019-08-28T19:04:00Z">
              <w:rPr/>
            </w:rPrChange>
          </w:rPr>
          <w:t>” file with a text editor, and after “</w:t>
        </w:r>
        <w:proofErr w:type="spellStart"/>
        <w:r w:rsidRPr="00F02874">
          <w:rPr>
            <w:highlight w:val="yellow"/>
            <w:rPrChange w:id="99" w:author="Lu, Kathy" w:date="2019-08-28T19:04:00Z">
              <w:rPr/>
            </w:rPrChange>
          </w:rPr>
          <w:t>matlablocation</w:t>
        </w:r>
        <w:proofErr w:type="spellEnd"/>
        <w:r w:rsidRPr="00F02874">
          <w:rPr>
            <w:highlight w:val="yellow"/>
            <w:rPrChange w:id="100" w:author="Lu, Kathy" w:date="2019-08-28T19:04:00Z">
              <w:rPr/>
            </w:rPrChange>
          </w:rPr>
          <w:t xml:space="preserve">=” enter the path to MATLAB executable. </w:t>
        </w:r>
      </w:ins>
      <w:ins w:id="101" w:author="Lu, Kathy" w:date="2019-08-28T17:59:00Z">
        <w:r w:rsidRPr="00F02874">
          <w:rPr>
            <w:highlight w:val="yellow"/>
            <w:rPrChange w:id="102" w:author="Lu, Kathy" w:date="2019-08-28T19:04:00Z">
              <w:rPr/>
            </w:rPrChange>
          </w:rPr>
          <w:t xml:space="preserve">If </w:t>
        </w:r>
        <w:r w:rsidRPr="00F02874">
          <w:rPr>
            <w:i/>
            <w:highlight w:val="yellow"/>
            <w:rPrChange w:id="103" w:author="Lu, Kathy" w:date="2019-08-28T19:04:00Z">
              <w:rPr/>
            </w:rPrChange>
          </w:rPr>
          <w:t>Fluocell</w:t>
        </w:r>
        <w:r w:rsidRPr="00F02874">
          <w:rPr>
            <w:highlight w:val="yellow"/>
            <w:rPrChange w:id="104" w:author="Lu, Kathy" w:date="2019-08-28T19:04:00Z">
              <w:rPr/>
            </w:rPrChange>
          </w:rPr>
          <w:t xml:space="preserve"> is correctly connected with MATLAB installation, a MATLAB command window </w:t>
        </w:r>
      </w:ins>
      <w:ins w:id="105" w:author="Lu, Kathy" w:date="2019-08-28T18:00:00Z">
        <w:r w:rsidRPr="00F02874">
          <w:rPr>
            <w:highlight w:val="yellow"/>
            <w:rPrChange w:id="106" w:author="Lu, Kathy" w:date="2019-08-28T19:04:00Z">
              <w:rPr/>
            </w:rPrChange>
          </w:rPr>
          <w:t>(a</w:t>
        </w:r>
      </w:ins>
      <w:ins w:id="107" w:author="Lu, Kathy" w:date="2019-08-28T18:01:00Z">
        <w:r w:rsidRPr="00F02874">
          <w:rPr>
            <w:highlight w:val="yellow"/>
            <w:rPrChange w:id="108" w:author="Lu, Kathy" w:date="2019-08-28T19:04:00Z">
              <w:rPr/>
            </w:rPrChange>
          </w:rPr>
          <w:t xml:space="preserve">bove-right) </w:t>
        </w:r>
      </w:ins>
      <w:ins w:id="109" w:author="Lu, Kathy" w:date="2019-08-28T17:59:00Z">
        <w:r w:rsidRPr="00F02874">
          <w:rPr>
            <w:highlight w:val="yellow"/>
            <w:rPrChange w:id="110" w:author="Lu, Kathy" w:date="2019-08-28T19:04:00Z">
              <w:rPr/>
            </w:rPrChange>
          </w:rPr>
          <w:t xml:space="preserve">should launch after </w:t>
        </w:r>
      </w:ins>
      <w:ins w:id="111" w:author="Lu, Kathy" w:date="2019-08-28T18:00:00Z">
        <w:r w:rsidRPr="00F02874">
          <w:rPr>
            <w:highlight w:val="yellow"/>
            <w:rPrChange w:id="112" w:author="Lu, Kathy" w:date="2019-08-28T19:04:00Z">
              <w:rPr/>
            </w:rPrChange>
          </w:rPr>
          <w:t>running “fluocellJava.jar”</w:t>
        </w:r>
      </w:ins>
      <w:ins w:id="113" w:author="Lu, Kathy" w:date="2019-08-28T17:59:00Z">
        <w:r w:rsidRPr="00F02874">
          <w:rPr>
            <w:highlight w:val="yellow"/>
            <w:rPrChange w:id="114" w:author="Lu, Kathy" w:date="2019-08-28T19:04:00Z">
              <w:rPr/>
            </w:rPrChange>
          </w:rPr>
          <w:t xml:space="preserve">. </w:t>
        </w:r>
      </w:ins>
    </w:p>
    <w:p w14:paraId="0DDF7E53" w14:textId="24755833" w:rsidR="00173AAD" w:rsidRPr="00F02874" w:rsidRDefault="00173AAD">
      <w:pPr>
        <w:pStyle w:val="ListParagraph"/>
        <w:ind w:left="360"/>
        <w:jc w:val="both"/>
        <w:rPr>
          <w:ins w:id="115" w:author="Lu, Kathy" w:date="2019-08-28T17:59:00Z"/>
          <w:highlight w:val="yellow"/>
        </w:rPr>
        <w:pPrChange w:id="116" w:author="Lu, Kathy" w:date="2019-08-28T18:01:00Z">
          <w:pPr>
            <w:jc w:val="both"/>
          </w:pPr>
        </w:pPrChange>
      </w:pPr>
      <w:ins w:id="117" w:author="Lu, Kathy" w:date="2019-08-28T17:58:00Z">
        <w:r w:rsidRPr="00F02874">
          <w:rPr>
            <w:noProof/>
            <w:highlight w:val="yellow"/>
            <w:rPrChange w:id="118" w:author="Lu, Kathy" w:date="2019-08-28T19:04:00Z">
              <w:rPr>
                <w:noProof/>
              </w:rPr>
            </w:rPrChange>
          </w:rPr>
          <w:lastRenderedPageBreak/>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69BF0AF" w14:textId="7C522CFC" w:rsidR="00173AAD" w:rsidRDefault="00173AAD">
      <w:pPr>
        <w:jc w:val="both"/>
        <w:rPr>
          <w:ins w:id="119" w:author="Lu, Kathy" w:date="2019-08-28T17:58:00Z"/>
        </w:rPr>
      </w:pPr>
      <w:ins w:id="120" w:author="Lu, Kathy" w:date="2019-08-28T17:58:00Z">
        <w:r w:rsidRPr="00F02874">
          <w:rPr>
            <w:highlight w:val="yellow"/>
          </w:rPr>
          <w:t xml:space="preserve">On Mac computers, a sample </w:t>
        </w:r>
        <w:proofErr w:type="spellStart"/>
        <w:proofErr w:type="gramStart"/>
        <w:r w:rsidRPr="00F02874">
          <w:rPr>
            <w:highlight w:val="yellow"/>
          </w:rPr>
          <w:t>default.property</w:t>
        </w:r>
        <w:proofErr w:type="spellEnd"/>
        <w:proofErr w:type="gramEnd"/>
        <w:r w:rsidRPr="00F02874">
          <w:rPr>
            <w:highlight w:val="yellow"/>
          </w:rPr>
          <w:t xml:space="preserve"> file </w:t>
        </w:r>
      </w:ins>
      <w:ins w:id="121" w:author="Lu, Kathy" w:date="2019-08-28T18:02:00Z">
        <w:r w:rsidRPr="00F02874">
          <w:rPr>
            <w:highlight w:val="yellow"/>
          </w:rPr>
          <w:t>is shown at right</w:t>
        </w:r>
      </w:ins>
      <w:ins w:id="122" w:author="Lu, Kathy" w:date="2019-08-28T17:58:00Z">
        <w:r w:rsidRPr="00F02874">
          <w:rPr>
            <w:highlight w:val="yellow"/>
          </w:rPr>
          <w:t>.</w:t>
        </w:r>
        <w:r>
          <w:t xml:space="preserve"> </w:t>
        </w:r>
      </w:ins>
    </w:p>
    <w:p w14:paraId="276D14F6" w14:textId="028787E7" w:rsidR="00173AAD" w:rsidRDefault="00173AAD" w:rsidP="00173AAD">
      <w:pPr>
        <w:jc w:val="both"/>
        <w:rPr>
          <w:ins w:id="123" w:author="Lu, Kathy" w:date="2019-08-28T17:58:00Z"/>
        </w:rPr>
      </w:pPr>
    </w:p>
    <w:p w14:paraId="1EC9DB5D" w14:textId="18D69881" w:rsidR="00173AAD" w:rsidRDefault="00173AAD" w:rsidP="00173AAD">
      <w:pPr>
        <w:jc w:val="both"/>
        <w:rPr>
          <w:ins w:id="124" w:author="Lu, Kathy" w:date="2019-08-28T18:02:00Z"/>
        </w:rPr>
      </w:pPr>
    </w:p>
    <w:p w14:paraId="7BA53D30" w14:textId="0D2960B6" w:rsidR="00173AAD" w:rsidRDefault="00173AAD" w:rsidP="00173AAD">
      <w:pPr>
        <w:jc w:val="both"/>
        <w:rPr>
          <w:ins w:id="125" w:author="Lu, Kathy" w:date="2019-08-28T18:02:00Z"/>
        </w:rPr>
      </w:pPr>
    </w:p>
    <w:p w14:paraId="076FECC7" w14:textId="6BDB4CC8" w:rsidR="00173AAD" w:rsidRDefault="00173AAD" w:rsidP="00173AAD">
      <w:pPr>
        <w:jc w:val="both"/>
        <w:rPr>
          <w:ins w:id="126" w:author="Lu, Kathy" w:date="2019-08-28T18:02:00Z"/>
        </w:rPr>
      </w:pPr>
    </w:p>
    <w:p w14:paraId="571D813A" w14:textId="69B3DDE7" w:rsidR="00173AAD" w:rsidRDefault="00173AAD" w:rsidP="00173AAD">
      <w:pPr>
        <w:jc w:val="both"/>
        <w:rPr>
          <w:ins w:id="127" w:author="Lu, Kathy" w:date="2019-08-28T18:05:00Z"/>
        </w:rPr>
      </w:pPr>
    </w:p>
    <w:p w14:paraId="7270ED65" w14:textId="77777777" w:rsidR="008C4AE0" w:rsidRDefault="008C4AE0" w:rsidP="008C4AE0">
      <w:pPr>
        <w:jc w:val="both"/>
      </w:pPr>
      <w:r w:rsidRPr="008C4AE0">
        <w:rPr>
          <w:highlight w:val="yellow"/>
          <w:rPrChange w:id="128" w:author="Lu, Kathy" w:date="2019-08-28T18:05:00Z">
            <w:rPr/>
          </w:rPrChange>
        </w:rPr>
        <w:t>In</w:t>
      </w:r>
      <w:bookmarkStart w:id="129" w:name="_GoBack"/>
      <w:bookmarkEnd w:id="129"/>
      <w:r w:rsidRPr="008C4AE0">
        <w:rPr>
          <w:highlight w:val="yellow"/>
          <w:rPrChange w:id="130" w:author="Lu, Kathy" w:date="2019-08-28T18:05:00Z">
            <w:rPr/>
          </w:rPrChange>
        </w:rPr>
        <w:t xml:space="preserve"> Windows, use double </w:t>
      </w:r>
      <w:proofErr w:type="gramStart"/>
      <w:r w:rsidRPr="008C4AE0">
        <w:rPr>
          <w:highlight w:val="yellow"/>
          <w:rPrChange w:id="131" w:author="Lu, Kathy" w:date="2019-08-28T18:05:00Z">
            <w:rPr/>
          </w:rPrChange>
        </w:rPr>
        <w:t>backslashes(</w:t>
      </w:r>
      <w:proofErr w:type="gramEnd"/>
      <w:r w:rsidRPr="008C4AE0">
        <w:rPr>
          <w:highlight w:val="yellow"/>
          <w:rPrChange w:id="132" w:author="Lu, Kathy" w:date="2019-08-28T18:05:00Z">
            <w:rPr/>
          </w:rPrChange>
        </w:rPr>
        <w:t>\\) between directories, since a single backslash is the escape key (e.g. “</w:t>
      </w:r>
      <w:proofErr w:type="spellStart"/>
      <w:r w:rsidRPr="008C4AE0">
        <w:rPr>
          <w:highlight w:val="yellow"/>
          <w:rPrChange w:id="133" w:author="Lu, Kathy" w:date="2019-08-28T18:05:00Z">
            <w:rPr/>
          </w:rPrChange>
        </w:rPr>
        <w:t>matlablocation</w:t>
      </w:r>
      <w:proofErr w:type="spellEnd"/>
      <w:r w:rsidRPr="008C4AE0">
        <w:rPr>
          <w:highlight w:val="yellow"/>
          <w:rPrChange w:id="134" w:author="Lu, Kathy" w:date="2019-08-28T18:05:00Z">
            <w:rPr/>
          </w:rPrChange>
        </w:rPr>
        <w:t>=C\:\\Program Files\\MATLAB\\2013a\\bin\\matlab.exe”).</w:t>
      </w:r>
    </w:p>
    <w:p w14:paraId="5A225703" w14:textId="77777777" w:rsidR="008C4AE0" w:rsidRDefault="008C4AE0" w:rsidP="00173AAD">
      <w:pPr>
        <w:jc w:val="both"/>
        <w:rPr>
          <w:ins w:id="135" w:author="Lu, Kathy" w:date="2019-08-28T17:58:00Z"/>
        </w:rPr>
      </w:pPr>
    </w:p>
    <w:p w14:paraId="6BBCBE91" w14:textId="77777777" w:rsidR="00173AAD" w:rsidRDefault="00173AAD" w:rsidP="00D6297F">
      <w:pPr>
        <w:rPr>
          <w:ins w:id="136" w:author="Lu, Kathy" w:date="2019-08-28T17:54:00Z"/>
        </w:rPr>
      </w:pPr>
    </w:p>
    <w:p w14:paraId="425F013F" w14:textId="499B73F8" w:rsidR="00D6297F" w:rsidRDefault="00D6297F" w:rsidP="00D6297F">
      <w:r>
        <w:t>To Open Fluocell:</w:t>
      </w:r>
    </w:p>
    <w:p w14:paraId="51BF96A4" w14:textId="71B18D78" w:rsidR="00D6297F" w:rsidRDefault="00D6297F" w:rsidP="00D6297F">
      <w:pPr>
        <w:numPr>
          <w:ilvl w:val="0"/>
          <w:numId w:val="21"/>
        </w:numPr>
      </w:pPr>
      <w:r>
        <w:t>On Windows/Mac</w:t>
      </w:r>
    </w:p>
    <w:p w14:paraId="3E12C3D0" w14:textId="0EF5C29F" w:rsidR="00B413FB" w:rsidRPr="00B413FB" w:rsidRDefault="00D6297F">
      <w:pPr>
        <w:numPr>
          <w:ilvl w:val="1"/>
          <w:numId w:val="21"/>
        </w:numPr>
        <w:jc w:val="both"/>
        <w:rPr>
          <w:ins w:id="137" w:author="Lu, Kathy" w:date="2019-08-28T17:38:00Z"/>
          <w:highlight w:val="yellow"/>
          <w:rPrChange w:id="138" w:author="Lu, Kathy" w:date="2019-08-28T17:40:00Z">
            <w:rPr>
              <w:ins w:id="139" w:author="Lu, Kathy" w:date="2019-08-28T17:38:00Z"/>
            </w:rPr>
          </w:rPrChange>
        </w:rPr>
        <w:pPrChange w:id="140" w:author="Lu, Kathy" w:date="2019-08-28T17:40:00Z">
          <w:pPr>
            <w:numPr>
              <w:ilvl w:val="1"/>
              <w:numId w:val="21"/>
            </w:numPr>
            <w:ind w:left="1440" w:hanging="360"/>
          </w:pPr>
        </w:pPrChange>
      </w:pPr>
      <w:r w:rsidRPr="00B413FB">
        <w:rPr>
          <w:highlight w:val="yellow"/>
          <w:rPrChange w:id="141" w:author="Lu, Kathy" w:date="2019-08-28T17:40:00Z">
            <w:rPr/>
          </w:rPrChange>
        </w:rPr>
        <w:t>Double click “fluocellJava.jar”</w:t>
      </w:r>
      <w:ins w:id="142" w:author="Lu, Kathy" w:date="2019-08-28T18:55:00Z">
        <w:r w:rsidR="005A3A9F">
          <w:rPr>
            <w:highlight w:val="yellow"/>
          </w:rPr>
          <w:t>.</w:t>
        </w:r>
      </w:ins>
      <w:r w:rsidRPr="00B413FB">
        <w:rPr>
          <w:highlight w:val="yellow"/>
          <w:rPrChange w:id="143" w:author="Lu, Kathy" w:date="2019-08-28T17:40:00Z">
            <w:rPr/>
          </w:rPrChange>
        </w:rPr>
        <w:t xml:space="preserve"> </w:t>
      </w:r>
      <w:del w:id="144" w:author="Lu, Kathy" w:date="2019-08-28T17:33:00Z">
        <w:r w:rsidRPr="00B413FB" w:rsidDel="00713B4A">
          <w:rPr>
            <w:highlight w:val="yellow"/>
            <w:rPrChange w:id="145" w:author="Lu, Kathy" w:date="2019-08-28T17:40:00Z">
              <w:rPr/>
            </w:rPrChange>
          </w:rPr>
          <w:delText xml:space="preserve">A window </w:delText>
        </w:r>
      </w:del>
      <w:ins w:id="146" w:author="Lu, Kathy" w:date="2019-08-28T17:33:00Z">
        <w:r w:rsidR="00713B4A" w:rsidRPr="00B413FB">
          <w:rPr>
            <w:highlight w:val="yellow"/>
            <w:rPrChange w:id="147" w:author="Lu, Kathy" w:date="2019-08-28T17:40:00Z">
              <w:rPr/>
            </w:rPrChange>
          </w:rPr>
          <w:t>The fluocell menu</w:t>
        </w:r>
      </w:ins>
      <w:ins w:id="148" w:author="Lu, Kathy" w:date="2019-08-28T17:36:00Z">
        <w:r w:rsidR="00B413FB" w:rsidRPr="00B413FB">
          <w:rPr>
            <w:highlight w:val="yellow"/>
            <w:rPrChange w:id="149" w:author="Lu, Kathy" w:date="2019-08-28T17:40:00Z">
              <w:rPr/>
            </w:rPrChange>
          </w:rPr>
          <w:t xml:space="preserve"> </w:t>
        </w:r>
      </w:ins>
      <w:r w:rsidRPr="00B413FB">
        <w:rPr>
          <w:highlight w:val="yellow"/>
          <w:rPrChange w:id="150" w:author="Lu, Kathy" w:date="2019-08-28T17:40:00Z">
            <w:rPr/>
          </w:rPrChange>
        </w:rPr>
        <w:t xml:space="preserve">and a new session of MATLAB should launch. </w:t>
      </w:r>
      <w:ins w:id="151" w:author="Lu, Kathy" w:date="2019-08-28T17:34:00Z">
        <w:r w:rsidR="00B413FB" w:rsidRPr="00B413FB">
          <w:rPr>
            <w:highlight w:val="yellow"/>
            <w:rPrChange w:id="152" w:author="Lu, Kathy" w:date="2019-08-28T17:40:00Z">
              <w:rPr/>
            </w:rPrChange>
          </w:rPr>
          <w:t xml:space="preserve">If </w:t>
        </w:r>
      </w:ins>
      <w:ins w:id="153" w:author="Lu, Kathy" w:date="2019-08-28T17:37:00Z">
        <w:r w:rsidR="00B413FB" w:rsidRPr="00B413FB">
          <w:rPr>
            <w:highlight w:val="yellow"/>
            <w:rPrChange w:id="154" w:author="Lu, Kathy" w:date="2019-08-28T17:40:00Z">
              <w:rPr/>
            </w:rPrChange>
          </w:rPr>
          <w:t xml:space="preserve">the </w:t>
        </w:r>
      </w:ins>
      <w:ins w:id="155" w:author="Lu, Kathy" w:date="2019-08-28T17:34:00Z">
        <w:r w:rsidR="00B413FB" w:rsidRPr="00B413FB">
          <w:rPr>
            <w:highlight w:val="yellow"/>
            <w:rPrChange w:id="156" w:author="Lu, Kathy" w:date="2019-08-28T17:40:00Z">
              <w:rPr/>
            </w:rPrChange>
          </w:rPr>
          <w:t xml:space="preserve">fluocell menu does </w:t>
        </w:r>
      </w:ins>
      <w:ins w:id="157" w:author="Lu, Kathy" w:date="2019-08-28T18:56:00Z">
        <w:r w:rsidR="005A3A9F">
          <w:rPr>
            <w:highlight w:val="yellow"/>
          </w:rPr>
          <w:t>not launch</w:t>
        </w:r>
      </w:ins>
      <w:ins w:id="158" w:author="Lu, Kathy" w:date="2019-08-28T17:34:00Z">
        <w:r w:rsidR="00B413FB" w:rsidRPr="00B413FB">
          <w:rPr>
            <w:highlight w:val="yellow"/>
            <w:rPrChange w:id="159" w:author="Lu, Kathy" w:date="2019-08-28T17:40:00Z">
              <w:rPr/>
            </w:rPrChange>
          </w:rPr>
          <w:t xml:space="preserve">, please update your java installation. </w:t>
        </w:r>
      </w:ins>
      <w:ins w:id="160" w:author="Lu, Kathy" w:date="2019-08-28T17:37:00Z">
        <w:r w:rsidR="00B413FB" w:rsidRPr="00B413FB">
          <w:rPr>
            <w:highlight w:val="yellow"/>
            <w:rPrChange w:id="161" w:author="Lu, Kathy" w:date="2019-08-28T17:40:00Z">
              <w:rPr/>
            </w:rPrChange>
          </w:rPr>
          <w:t xml:space="preserve">If the MATLAB window does not </w:t>
        </w:r>
      </w:ins>
      <w:ins w:id="162" w:author="Lu, Kathy" w:date="2019-08-28T17:38:00Z">
        <w:r w:rsidR="00B413FB" w:rsidRPr="00B413FB">
          <w:rPr>
            <w:highlight w:val="yellow"/>
            <w:rPrChange w:id="163" w:author="Lu, Kathy" w:date="2019-08-28T17:40:00Z">
              <w:rPr/>
            </w:rPrChange>
          </w:rPr>
          <w:t>launch</w:t>
        </w:r>
      </w:ins>
      <w:ins w:id="164" w:author="Lu, Kathy" w:date="2019-08-28T17:37:00Z">
        <w:r w:rsidR="00B413FB" w:rsidRPr="00B413FB">
          <w:rPr>
            <w:highlight w:val="yellow"/>
            <w:rPrChange w:id="165" w:author="Lu, Kathy" w:date="2019-08-28T17:40:00Z">
              <w:rPr/>
            </w:rPrChange>
          </w:rPr>
          <w:t>, then the installation of MATLAB needs to be input into fluocell</w:t>
        </w:r>
      </w:ins>
      <w:ins w:id="166" w:author="Lu, Kathy" w:date="2019-08-28T18:56:00Z">
        <w:r w:rsidR="005A3A9F">
          <w:rPr>
            <w:highlight w:val="yellow"/>
          </w:rPr>
          <w:t xml:space="preserve"> by editing</w:t>
        </w:r>
      </w:ins>
      <w:ins w:id="167" w:author="Lu, Kathy" w:date="2019-08-28T17:39:00Z">
        <w:r w:rsidR="00B413FB" w:rsidRPr="00B413FB">
          <w:rPr>
            <w:highlight w:val="yellow"/>
            <w:rPrChange w:id="168" w:author="Lu, Kathy" w:date="2019-08-28T17:40:00Z">
              <w:rPr/>
            </w:rPrChange>
          </w:rPr>
          <w:t xml:space="preserve"> </w:t>
        </w:r>
      </w:ins>
      <w:ins w:id="169" w:author="Lu, Kathy" w:date="2019-08-28T17:40:00Z">
        <w:r w:rsidR="00B413FB" w:rsidRPr="00B413FB">
          <w:rPr>
            <w:highlight w:val="yellow"/>
            <w:rPrChange w:id="170" w:author="Lu, Kathy" w:date="2019-08-28T17:40:00Z">
              <w:rPr/>
            </w:rPrChange>
          </w:rPr>
          <w:t xml:space="preserve">the </w:t>
        </w:r>
      </w:ins>
      <w:ins w:id="171" w:author="Lu, Kathy" w:date="2019-08-28T17:39:00Z">
        <w:r w:rsidR="00B413FB" w:rsidRPr="00B413FB">
          <w:rPr>
            <w:highlight w:val="yellow"/>
            <w:rPrChange w:id="172" w:author="Lu, Kathy" w:date="2019-08-28T17:40:00Z">
              <w:rPr/>
            </w:rPrChange>
          </w:rPr>
          <w:t>“</w:t>
        </w:r>
        <w:proofErr w:type="spellStart"/>
        <w:proofErr w:type="gramStart"/>
        <w:r w:rsidR="00B413FB" w:rsidRPr="00B413FB">
          <w:rPr>
            <w:highlight w:val="yellow"/>
            <w:rPrChange w:id="173" w:author="Lu, Kathy" w:date="2019-08-28T17:40:00Z">
              <w:rPr/>
            </w:rPrChange>
          </w:rPr>
          <w:t>de</w:t>
        </w:r>
      </w:ins>
      <w:ins w:id="174" w:author="Lu, Kathy" w:date="2019-08-28T17:40:00Z">
        <w:r w:rsidR="00B413FB" w:rsidRPr="00B413FB">
          <w:rPr>
            <w:highlight w:val="yellow"/>
            <w:rPrChange w:id="175" w:author="Lu, Kathy" w:date="2019-08-28T17:40:00Z">
              <w:rPr/>
            </w:rPrChange>
          </w:rPr>
          <w:t>fault.property</w:t>
        </w:r>
        <w:proofErr w:type="spellEnd"/>
        <w:proofErr w:type="gramEnd"/>
        <w:r w:rsidR="00B413FB" w:rsidRPr="00B413FB">
          <w:rPr>
            <w:highlight w:val="yellow"/>
            <w:rPrChange w:id="176" w:author="Lu, Kathy" w:date="2019-08-28T17:40:00Z">
              <w:rPr/>
            </w:rPrChange>
          </w:rPr>
          <w:t xml:space="preserve">” file. </w:t>
        </w:r>
      </w:ins>
    </w:p>
    <w:p w14:paraId="54092E99" w14:textId="23734BB9" w:rsidR="00B413FB" w:rsidRPr="00F02874" w:rsidRDefault="00B413FB">
      <w:pPr>
        <w:numPr>
          <w:ilvl w:val="1"/>
          <w:numId w:val="21"/>
        </w:numPr>
        <w:jc w:val="both"/>
        <w:pPrChange w:id="177" w:author="Lu, Kathy" w:date="2019-08-28T17:40:00Z">
          <w:pPr>
            <w:numPr>
              <w:ilvl w:val="1"/>
              <w:numId w:val="21"/>
            </w:numPr>
            <w:ind w:left="1440" w:hanging="360"/>
          </w:pPr>
        </w:pPrChange>
      </w:pPr>
      <w:r w:rsidRPr="00F02874">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F02874">
        <w:t>default.property</w:t>
      </w:r>
      <w:proofErr w:type="spellEnd"/>
      <w:proofErr w:type="gramEnd"/>
      <w:r w:rsidRPr="00F02874">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02874" w:rsidRDefault="00F02874" w:rsidP="00D6297F">
      <w:pPr>
        <w:rPr>
          <w:ins w:id="178" w:author="Lu, Kathy" w:date="2019-08-28T19:04:00Z"/>
          <w:rPrChange w:id="179" w:author="Lu, Kathy" w:date="2019-08-28T19:05:00Z">
            <w:rPr>
              <w:ins w:id="180" w:author="Lu, Kathy" w:date="2019-08-28T19:04:00Z"/>
              <w:b/>
              <w:u w:val="single"/>
            </w:rPr>
          </w:rPrChange>
        </w:rPr>
      </w:pPr>
    </w:p>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81FE3" w14:textId="77777777" w:rsidR="00497465" w:rsidRDefault="00497465">
      <w:r>
        <w:separator/>
      </w:r>
    </w:p>
  </w:endnote>
  <w:endnote w:type="continuationSeparator" w:id="0">
    <w:p w14:paraId="68A398FC" w14:textId="77777777" w:rsidR="00497465" w:rsidRDefault="00497465">
      <w:r>
        <w:continuationSeparator/>
      </w:r>
    </w:p>
  </w:endnote>
  <w:endnote w:type="continuationNotice" w:id="1">
    <w:p w14:paraId="59CCEDBC" w14:textId="77777777" w:rsidR="00497465" w:rsidRDefault="004974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33F9243F" w:rsidR="00010E1F" w:rsidRDefault="00010E1F" w:rsidP="00966131">
    <w:pPr>
      <w:pStyle w:val="Footer"/>
      <w:ind w:right="360"/>
    </w:pPr>
    <w:r>
      <w:t>Copyright: Shaoyin</w:t>
    </w:r>
    <w:r w:rsidR="005D0B43">
      <w:t>g Lu and Yingxiao Wang 2011-</w:t>
    </w:r>
    <w:r w:rsidR="00024F0E">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FA730" w14:textId="77777777" w:rsidR="00497465" w:rsidRDefault="00497465">
      <w:r>
        <w:separator/>
      </w:r>
    </w:p>
  </w:footnote>
  <w:footnote w:type="continuationSeparator" w:id="0">
    <w:p w14:paraId="059DD4A6" w14:textId="77777777" w:rsidR="00497465" w:rsidRDefault="00497465">
      <w:r>
        <w:continuationSeparator/>
      </w:r>
    </w:p>
  </w:footnote>
  <w:footnote w:type="continuationNotice" w:id="1">
    <w:p w14:paraId="26D05CCB" w14:textId="77777777" w:rsidR="00497465" w:rsidRDefault="004974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 Kathy">
    <w15:presenceInfo w15:providerId="AD" w15:userId="S::kalu@ucsd.edu::6c77e9b6-935e-4baf-82f6-8bc5d365ab94"/>
  </w15:person>
  <w15:person w15:author="Lu, Kathy [2]">
    <w15:presenceInfo w15:providerId="Windows Live" w15:userId="6c77e9b6-935e-4baf-82f6-8bc5d365ab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8AD"/>
    <w:rsid w:val="00F9741E"/>
    <w:rsid w:val="00FA002F"/>
    <w:rsid w:val="00FA0B98"/>
    <w:rsid w:val="00FA0F2A"/>
    <w:rsid w:val="00FA1E61"/>
    <w:rsid w:val="00FA339B"/>
    <w:rsid w:val="00FA39DC"/>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CA8B780-20B8-ED48-8AD3-176223322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12</Pages>
  <Words>2370</Words>
  <Characters>13511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15850</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33</cp:revision>
  <cp:lastPrinted>2013-05-10T18:15:00Z</cp:lastPrinted>
  <dcterms:created xsi:type="dcterms:W3CDTF">2017-05-11T23:29:00Z</dcterms:created>
  <dcterms:modified xsi:type="dcterms:W3CDTF">2019-08-30T00:50:00Z</dcterms:modified>
</cp:coreProperties>
</file>